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6.png" ContentType="image/png"/>
  <Override PartName="/word/media/image5.png" ContentType="image/png"/>
  <Override PartName="/word/media/image1.png" ContentType="image/png"/>
  <Override PartName="/word/media/image2.png" ContentType="image/png"/>
  <Override PartName="/word/media/image3.png" ContentType="image/png"/>
  <Override PartName="/word/media/image4.png" ContentType="image/png"/>
  <Override PartName="/word/comments.xml" ContentType="application/vnd.openxmlformats-officedocument.wordprocessingml.comment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Liberation Sans;Arial" w:hAnsi="Liberation Sans;Arial" w:cs="Liberation Sans;Arial"/>
          <w:b/>
          <w:b/>
          <w:bCs/>
          <w:color w:val="000000"/>
          <w:ins w:id="1" w:author="Unknown Author" w:date="2017-09-01T11:41:00Z"/>
          <w:sz w:val="22"/>
          <w:szCs w:val="22"/>
        </w:rPr>
      </w:pPr>
      <w:ins w:id="0" w:author="Unknown Author" w:date="2017-09-01T11:41:00Z">
        <w:r>
          <w:rPr>
            <w:rFonts w:cs="Liberation Sans;Arial" w:ascii="Liberation Sans;Arial" w:hAnsi="Liberation Sans;Arial"/>
            <w:b/>
            <w:bCs/>
            <w:color w:val="000000"/>
            <w:sz w:val="22"/>
            <w:szCs w:val="22"/>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400040" cy="5092065"/>
              <wp:effectExtent l="0" t="0" r="0" b="0"/>
              <wp:wrapTopAndBottom/>
              <wp:docPr id="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 descr=""/>
                      <pic:cNvPicPr>
                        <a:picLocks noChangeAspect="1" noChangeArrowheads="1"/>
                      </pic:cNvPicPr>
                    </pic:nvPicPr>
                    <pic:blipFill>
                      <a:blip r:embed="rId2"/>
                      <a:stretch>
                        <a:fillRect/>
                      </a:stretch>
                    </pic:blipFill>
                    <pic:spPr bwMode="auto">
                      <a:xfrm>
                        <a:off x="0" y="0"/>
                        <a:ext cx="5400040" cy="5092065"/>
                      </a:xfrm>
                      <a:prstGeom prst="rect">
                        <a:avLst/>
                      </a:prstGeom>
                    </pic:spPr>
                  </pic:pic>
                </a:graphicData>
              </a:graphic>
            </wp:anchor>
          </w:drawing>
        </w:r>
      </w:ins>
    </w:p>
    <w:p>
      <w:pPr>
        <w:pStyle w:val="Normal"/>
        <w:rPr/>
      </w:pPr>
      <w:r>
        <w:rPr>
          <w:rFonts w:cs="Liberation Sans;Arial" w:ascii="Liberation Sans;Arial" w:hAnsi="Liberation Sans;Arial"/>
          <w:b/>
          <w:bCs/>
          <w:color w:val="000000"/>
          <w:sz w:val="22"/>
          <w:szCs w:val="22"/>
        </w:rPr>
        <w:t xml:space="preserve">Figure 1.  Workflow for the calculation of the connectivity measures from fMRI resting-state data. A) </w:t>
      </w:r>
      <w:r>
        <w:rPr>
          <w:rFonts w:cs="Liberation Sans;Arial" w:ascii="Liberation Sans;Arial" w:hAnsi="Liberation Sans;Arial"/>
          <w:b w:val="false"/>
          <w:bCs w:val="false"/>
          <w:color w:val="000000"/>
          <w:sz w:val="22"/>
          <w:szCs w:val="22"/>
        </w:rPr>
        <w:t xml:space="preserve">After a standard pre-processing pipeline, a parcellation covering the whole-brain is applied (AAL) to extract BOLD time series for 116 ROIs. Here we consider two versions of functional connectivity: the classical corrFC corresponding to the Pearson correlation coefficient (PCC) for pairs of time series; spatiotemporal FC (stFC) where FC0 and FC1 are the covariances without (blue arrows) and with (blue) time shift, respectively; see Methods for the detail of the calculation. </w:t>
      </w:r>
      <w:r>
        <w:rPr>
          <w:rFonts w:cs="Liberation Sans;Arial" w:ascii="Liberation Sans;Arial" w:hAnsi="Liberation Sans;Arial"/>
          <w:b/>
          <w:bCs/>
          <w:color w:val="000000"/>
          <w:sz w:val="22"/>
          <w:szCs w:val="22"/>
        </w:rPr>
        <w:t xml:space="preserve">B) </w:t>
      </w:r>
      <w:r>
        <w:rPr>
          <w:rFonts w:cs="Liberation Sans;Arial" w:ascii="Liberation Sans;Arial" w:hAnsi="Liberation Sans;Arial"/>
          <w:b w:val="false"/>
          <w:bCs w:val="false"/>
          <w:color w:val="000000"/>
          <w:sz w:val="22"/>
          <w:szCs w:val="22"/>
        </w:rPr>
        <w:t>Whole-brain network model to interpret fMRI data. The local fluctuating activity (with variances Σ</w:t>
      </w:r>
      <w:r>
        <w:rPr>
          <w:rFonts w:cs="Liberation Sans;Arial" w:ascii="Liberation Sans;Arial" w:hAnsi="Liberation Sans;Arial"/>
          <w:b w:val="false"/>
          <w:bCs w:val="false"/>
          <w:color w:val="000000"/>
          <w:sz w:val="22"/>
          <w:szCs w:val="22"/>
          <w:vertAlign w:val="subscript"/>
        </w:rPr>
        <w:t>ii</w:t>
      </w:r>
      <w:r>
        <w:rPr>
          <w:rFonts w:cs="Liberation Sans;Arial" w:ascii="Liberation Sans;Arial" w:hAnsi="Liberation Sans;Arial"/>
          <w:b w:val="false"/>
          <w:bCs w:val="false"/>
          <w:color w:val="000000"/>
          <w:sz w:val="22"/>
          <w:szCs w:val="22"/>
        </w:rPr>
        <w:t xml:space="preserve"> for region i) propagates via the recurrent EC to generate the correlation patterns (stFC) at the network level. Structural connectivity (SC, bottom) obtained using diffusion-weight imaging (DWI) determines the skeleton of EC. The estimation procedure iteratively tunes EC and Σ such that the model best reproduces the empirical stFC.</w:t>
      </w:r>
      <w:r>
        <w:rPr>
          <w:rFonts w:cs="Liberation Sans;Arial" w:ascii="Liberation Sans;Arial" w:hAnsi="Liberation Sans;Arial"/>
          <w:b/>
          <w:bCs/>
          <w:color w:val="000000"/>
          <w:sz w:val="22"/>
          <w:szCs w:val="22"/>
        </w:rPr>
        <w:t xml:space="preserve"> C) </w:t>
      </w:r>
      <w:r>
        <w:rPr>
          <w:rFonts w:cs="Liberation Sans;Arial" w:ascii="Liberation Sans;Arial" w:hAnsi="Liberation Sans;Arial"/>
          <w:b w:val="false"/>
          <w:bCs w:val="false"/>
          <w:color w:val="000000"/>
          <w:sz w:val="22"/>
          <w:szCs w:val="22"/>
        </w:rPr>
        <w:t>The corrFC matrices have 116*116 elements, but it is symmetric and has diagonal elements all equal to 1, so only the 6670 independent links in the lower triangle are retained for identification/classification. Likewise, the EC matrix has 4056 non-zero elements (density of 30%).</w:t>
      </w:r>
    </w:p>
    <w:p>
      <w:pPr>
        <w:pStyle w:val="Normal"/>
        <w:rPr>
          <w:rFonts w:ascii="Liberation Sans;Arial" w:hAnsi="Liberation Sans;Arial" w:cs="Liberation Sans;Arial"/>
          <w:b w:val="false"/>
          <w:b w:val="false"/>
          <w:bCs w:val="false"/>
          <w:color w:val="000000"/>
          <w:sz w:val="22"/>
          <w:szCs w:val="22"/>
        </w:rPr>
      </w:pPr>
      <w:r>
        <w:rPr>
          <w:rFonts w:cs="Liberation Sans;Arial" w:ascii="Liberation Sans;Arial" w:hAnsi="Liberation Sans;Arial"/>
          <w:b w:val="false"/>
          <w:bCs w:val="false"/>
          <w:color w:val="000000"/>
          <w:sz w:val="22"/>
          <w:szCs w:val="22"/>
        </w:rPr>
      </w:r>
    </w:p>
    <w:p>
      <w:pPr>
        <w:pStyle w:val="Normal"/>
        <w:rPr>
          <w:rFonts w:ascii="Liberation Sans;Arial" w:hAnsi="Liberation Sans;Arial" w:cs="Liberation Sans;Arial"/>
          <w:color w:val="000000"/>
          <w:sz w:val="22"/>
          <w:szCs w:val="22"/>
        </w:rPr>
      </w:pPr>
      <w:r>
        <w:rPr>
          <w:rFonts w:cs="Liberation Sans;Arial" w:ascii="Liberation Sans;Arial" w:hAnsi="Liberation Sans;Arial"/>
          <w:color w:val="000000"/>
          <w:sz w:val="22"/>
          <w:szCs w:val="22"/>
        </w:rPr>
      </w:r>
    </w:p>
    <w:p>
      <w:pPr>
        <w:pStyle w:val="Normal"/>
        <w:rPr>
          <w:rFonts w:ascii="Liberation Sans" w:hAnsi="Liberation Sans" w:cs="Liberation Sans"/>
          <w:b/>
          <w:b/>
          <w:bCs/>
          <w:sz w:val="22"/>
          <w:szCs w:val="22"/>
        </w:rPr>
      </w:pPr>
      <w:r>
        <w:rPr>
          <w:rFonts w:cs="Liberation Sans" w:ascii="Liberation Sans" w:hAnsi="Liberation Sans"/>
          <w:b/>
          <w:bCs/>
          <w:sz w:val="22"/>
          <w:szCs w:val="22"/>
        </w:rPr>
      </w:r>
    </w:p>
    <w:p>
      <w:pPr>
        <w:pStyle w:val="Normal"/>
        <w:rPr>
          <w:rFonts w:ascii="Liberation Sans" w:hAnsi="Liberation Sans" w:cs="Liberation Sans"/>
          <w:b/>
          <w:b/>
          <w:bCs/>
          <w:sz w:val="22"/>
          <w:szCs w:val="22"/>
        </w:rPr>
      </w:pPr>
      <w:r>
        <w:rPr>
          <w:rFonts w:cs="Liberation Sans" w:ascii="Liberation Sans" w:hAnsi="Liberation Sans"/>
          <w:b/>
          <w:bCs/>
          <w:sz w:val="22"/>
          <w:szCs w:val="22"/>
        </w:rPr>
      </w:r>
    </w:p>
    <w:p>
      <w:pPr>
        <w:pStyle w:val="Normal"/>
        <w:rPr>
          <w:rFonts w:ascii="Liberation Sans" w:hAnsi="Liberation Sans" w:cs="Liberation Sans"/>
          <w:b/>
          <w:b/>
          <w:bCs/>
          <w:sz w:val="22"/>
          <w:szCs w:val="22"/>
        </w:rPr>
      </w:pPr>
      <w:r>
        <w:rPr>
          <w:rFonts w:cs="Liberation Sans" w:ascii="Liberation Sans" w:hAnsi="Liberation Sans"/>
          <w:b/>
          <w:bCs/>
          <w:sz w:val="22"/>
          <w:szCs w:val="22"/>
        </w:rPr>
      </w:r>
      <w:r>
        <w:br w:type="page"/>
      </w:r>
    </w:p>
    <w:p>
      <w:pPr>
        <w:pStyle w:val="Normal"/>
        <w:rPr>
          <w:rFonts w:ascii="Liberation Sans" w:hAnsi="Liberation Sans" w:cs="Liberation Sans"/>
          <w:b/>
          <w:b/>
          <w:bCs/>
          <w:sz w:val="22"/>
          <w:szCs w:val="22"/>
        </w:rPr>
      </w:pPr>
      <w:r>
        <w:rPr>
          <w:rFonts w:cs="Liberation Sans" w:ascii="Liberation Sans" w:hAnsi="Liberation Sans"/>
          <w:b/>
          <w:bCs/>
          <w:sz w:val="22"/>
          <w:szCs w:val="22"/>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400040" cy="4434205"/>
            <wp:effectExtent l="0" t="0" r="0" b="0"/>
            <wp:wrapTopAndBottom/>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5400040" cy="4434205"/>
                    </a:xfrm>
                    <a:prstGeom prst="rect">
                      <a:avLst/>
                    </a:prstGeom>
                  </pic:spPr>
                </pic:pic>
              </a:graphicData>
            </a:graphic>
          </wp:anchor>
        </w:drawing>
      </w:r>
    </w:p>
    <w:p>
      <w:pPr>
        <w:pStyle w:val="Normal"/>
        <w:rPr/>
      </w:pPr>
      <w:r>
        <w:rPr>
          <w:rFonts w:cs="Liberation Sans" w:ascii="Liberation Sans" w:hAnsi="Liberation Sans"/>
          <w:b/>
          <w:bCs/>
          <w:sz w:val="22"/>
          <w:szCs w:val="22"/>
        </w:rPr>
        <w:t xml:space="preserve">Figure 2. </w:t>
      </w:r>
      <w:r>
        <w:rPr>
          <w:rFonts w:cs="Liberation Sans;Arial" w:ascii="Liberation Sans;Arial" w:hAnsi="Liberation Sans;Arial"/>
          <w:b/>
          <w:bCs/>
          <w:sz w:val="22"/>
          <w:szCs w:val="22"/>
        </w:rPr>
        <w:t>Within- and between-subject similarity (WSS and BSS, respectively) for EC and corrFC. A)</w:t>
      </w:r>
      <w:r>
        <w:rPr>
          <w:rFonts w:cs="Liberation Sans;Arial" w:ascii="Liberation Sans;Arial" w:hAnsi="Liberation Sans;Arial"/>
          <w:b w:val="false"/>
          <w:bCs w:val="false"/>
          <w:sz w:val="22"/>
          <w:szCs w:val="22"/>
        </w:rPr>
        <w:t xml:space="preserve"> Matrix of Pearson correlation coefficient (PCC) values for EC for all pairs of sessions of Dataset A1. ECs from two sessions are transformed into two vectors, from which PCC is calculated; the sessions are grouped by subjects, as indicated by the colored symbols. </w:t>
      </w:r>
      <w:r>
        <w:rPr>
          <w:rFonts w:cs="Liberation Sans;Arial" w:ascii="Liberation Sans;Arial" w:hAnsi="Liberation Sans;Arial"/>
          <w:b/>
          <w:bCs/>
          <w:sz w:val="22"/>
          <w:szCs w:val="22"/>
        </w:rPr>
        <w:t xml:space="preserve">B) </w:t>
      </w:r>
      <w:r>
        <w:rPr>
          <w:rFonts w:cs="Liberation Sans;Arial" w:ascii="Liberation Sans;Arial" w:hAnsi="Liberation Sans;Arial"/>
          <w:b w:val="false"/>
          <w:bCs w:val="false"/>
          <w:sz w:val="22"/>
          <w:szCs w:val="22"/>
        </w:rPr>
        <w:t xml:space="preserve">Distributions of WSS and BSS PCC values for Datasets A1 </w:t>
      </w:r>
      <w:commentRangeStart w:id="0"/>
      <w:r>
        <w:rPr>
          <w:rFonts w:cs="Liberation Sans;Arial" w:ascii="Liberation Sans;Arial" w:hAnsi="Liberation Sans;Arial"/>
          <w:b w:val="false"/>
          <w:bCs w:val="false"/>
          <w:sz w:val="22"/>
          <w:szCs w:val="22"/>
        </w:rPr>
        <w:t>– corresponding to diagonal and off-diagonal in A, respectively – and of BSS for Dataset A2. WS similarity (in blue) has been calculated from the dataset A1. Xxx repeating for 1000 times xxxWHAT IS THIS?</w:t>
      </w:r>
      <w:r>
        <w:rPr>
          <w:rFonts w:cs="Liberation Sans;Arial" w:ascii="Liberation Sans;Arial" w:hAnsi="Liberation Sans;Arial"/>
          <w:b w:val="false"/>
          <w:bCs w:val="false"/>
          <w:sz w:val="22"/>
          <w:szCs w:val="22"/>
        </w:rPr>
      </w:r>
      <w:commentRangeEnd w:id="0"/>
      <w:r>
        <w:commentReference w:id="0"/>
      </w:r>
      <w:r>
        <w:rPr>
          <w:rFonts w:cs="Liberation Sans;Arial" w:ascii="Liberation Sans;Arial" w:hAnsi="Liberation Sans;Arial"/>
          <w:b w:val="false"/>
          <w:bCs w:val="false"/>
          <w:sz w:val="22"/>
          <w:szCs w:val="22"/>
        </w:rPr>
        <w:t xml:space="preserve"> </w:t>
      </w:r>
      <w:r>
        <w:rPr>
          <w:rFonts w:cs="Liberation Sans;Arial" w:ascii="Liberation Sans;Arial" w:hAnsi="Liberation Sans;Arial"/>
          <w:b/>
          <w:bCs/>
          <w:sz w:val="22"/>
          <w:szCs w:val="22"/>
        </w:rPr>
        <w:t xml:space="preserve">C) </w:t>
      </w:r>
      <w:r>
        <w:rPr>
          <w:rFonts w:cs="Liberation Sans;Arial" w:ascii="Liberation Sans;Arial" w:hAnsi="Liberation Sans;Arial"/>
          <w:b w:val="false"/>
          <w:bCs w:val="false"/>
          <w:sz w:val="22"/>
          <w:szCs w:val="22"/>
        </w:rPr>
        <w:t xml:space="preserve">Visualization of the sessions of Dataset A1 in the space of the first 6 principal components (PCs) obtained from PCA applied to all the vectorized EC (top panels) and corrFC (bottom panels). Each point corresponds to a scan session and the colors correspond to the subjects in A. </w:t>
      </w:r>
      <w:r>
        <w:rPr>
          <w:rFonts w:cs="Liberation Sans;Arial" w:ascii="Liberation Sans;Arial" w:hAnsi="Liberation Sans;Arial"/>
          <w:b/>
          <w:bCs/>
          <w:sz w:val="22"/>
          <w:szCs w:val="22"/>
        </w:rPr>
        <w:t xml:space="preserve">D) </w:t>
      </w:r>
      <w:r>
        <w:rPr>
          <w:rFonts w:cs="Liberation Sans;Arial" w:ascii="Liberation Sans;Arial" w:hAnsi="Liberation Sans;Arial"/>
          <w:b w:val="false"/>
          <w:bCs w:val="false"/>
          <w:sz w:val="22"/>
          <w:szCs w:val="22"/>
        </w:rPr>
        <w:t xml:space="preserve">Silhouette coefficients of each session dot in C, combining the intra-cluster cohesion and separation between clusters </w:t>
      </w:r>
      <w:commentRangeStart w:id="1"/>
      <w:r>
        <w:rPr>
          <w:rFonts w:cs="Liberation Sans;Arial" w:ascii="Liberation Sans;Arial" w:hAnsi="Liberation Sans;Arial"/>
          <w:b w:val="false"/>
          <w:bCs w:val="false"/>
          <w:sz w:val="22"/>
          <w:szCs w:val="22"/>
        </w:rPr>
        <w:t>xxx RECHECK</w:t>
      </w:r>
      <w:r>
        <w:rPr>
          <w:rFonts w:cs="Liberation Sans;Arial" w:ascii="Liberation Sans;Arial" w:hAnsi="Liberation Sans;Arial"/>
          <w:b w:val="false"/>
          <w:bCs w:val="false"/>
          <w:sz w:val="22"/>
          <w:szCs w:val="22"/>
        </w:rPr>
      </w:r>
      <w:commentRangeEnd w:id="1"/>
      <w:r>
        <w:commentReference w:id="1"/>
      </w:r>
      <w:r>
        <w:rPr>
          <w:rFonts w:cs="Liberation Sans;Arial" w:ascii="Liberation Sans;Arial" w:hAnsi="Liberation Sans;Arial"/>
          <w:b w:val="false"/>
          <w:bCs w:val="false"/>
          <w:sz w:val="22"/>
          <w:szCs w:val="22"/>
        </w:rPr>
        <w:t xml:space="preserve"> in the 6-PC space. The silhouette values range from -1 to 1 and more positive values indicate a better degree of clustering; see Eq. xxx in Methods for details. </w:t>
      </w:r>
      <w:r>
        <w:rPr>
          <w:rFonts w:cs="Liberation Sans;Arial" w:ascii="Liberation Sans;Arial" w:hAnsi="Liberation Sans;Arial"/>
          <w:b/>
          <w:bCs/>
          <w:sz w:val="22"/>
          <w:szCs w:val="22"/>
        </w:rPr>
        <w:t xml:space="preserve">E) </w:t>
      </w:r>
      <w:r>
        <w:rPr>
          <w:rFonts w:cs="Liberation Sans;Arial" w:ascii="Liberation Sans;Arial" w:hAnsi="Liberation Sans;Arial"/>
          <w:b w:val="false"/>
          <w:bCs w:val="false"/>
          <w:sz w:val="22"/>
          <w:szCs w:val="22"/>
        </w:rPr>
        <w:t>Distribution of the silhouette coefficients for EC (top panel) and corrFC (bottom panel), without (left) and with (right) PCA applied to the sessions. Both Datasets A1 (6 subjects, in red) and B (30 subjects, in blue) are represented by the violin plots.</w:t>
      </w:r>
    </w:p>
    <w:p>
      <w:pPr>
        <w:pStyle w:val="Normal"/>
        <w:rPr>
          <w:rFonts w:ascii="Liberation Sans" w:hAnsi="Liberation Sans" w:cs="Liberation Sans"/>
          <w:bCs/>
          <w:sz w:val="22"/>
          <w:szCs w:val="22"/>
        </w:rPr>
      </w:pPr>
      <w:r>
        <w:rPr>
          <w:rFonts w:cs="Liberation Sans" w:ascii="Liberation Sans" w:hAnsi="Liberation Sans"/>
          <w:bCs/>
          <w:sz w:val="22"/>
          <w:szCs w:val="22"/>
        </w:rPr>
      </w:r>
    </w:p>
    <w:p>
      <w:pPr>
        <w:pStyle w:val="Normal"/>
        <w:rPr>
          <w:rFonts w:ascii="Liberation Sans" w:hAnsi="Liberation Sans" w:cs="Liberation Sans"/>
          <w:b/>
          <w:b/>
          <w:bCs/>
          <w:sz w:val="22"/>
          <w:szCs w:val="22"/>
        </w:rPr>
      </w:pPr>
      <w:r>
        <w:rPr>
          <w:rFonts w:cs="Liberation Sans" w:ascii="Liberation Sans" w:hAnsi="Liberation Sans"/>
          <w:b/>
          <w:bCs/>
          <w:sz w:val="22"/>
          <w:szCs w:val="22"/>
        </w:rPr>
      </w:r>
      <w:r>
        <w:br w:type="page"/>
      </w:r>
    </w:p>
    <w:p>
      <w:pPr>
        <w:pStyle w:val="Normal"/>
        <w:rPr>
          <w:rFonts w:ascii="Liberation Sans" w:hAnsi="Liberation Sans" w:cs="Liberation Sans"/>
          <w:b/>
          <w:b/>
          <w:bCs/>
          <w:sz w:val="22"/>
          <w:szCs w:val="22"/>
        </w:rPr>
      </w:pPr>
      <w:r>
        <w:rPr>
          <w:rFonts w:cs="Liberation Sans" w:ascii="Liberation Sans" w:hAnsi="Liberation Sans"/>
          <w:b/>
          <w:bCs/>
          <w:sz w:val="22"/>
          <w:szCs w:val="22"/>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400040" cy="6381115"/>
            <wp:effectExtent l="0" t="0" r="0" b="0"/>
            <wp:wrapTopAndBottom/>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tretch>
                      <a:fillRect/>
                    </a:stretch>
                  </pic:blipFill>
                  <pic:spPr bwMode="auto">
                    <a:xfrm>
                      <a:off x="0" y="0"/>
                      <a:ext cx="5400040" cy="6381115"/>
                    </a:xfrm>
                    <a:prstGeom prst="rect">
                      <a:avLst/>
                    </a:prstGeom>
                  </pic:spPr>
                </pic:pic>
              </a:graphicData>
            </a:graphic>
          </wp:anchor>
        </w:drawing>
      </w:r>
    </w:p>
    <w:p>
      <w:pPr>
        <w:pStyle w:val="Normal"/>
        <w:rPr/>
      </w:pPr>
      <w:r>
        <w:rPr>
          <w:rFonts w:cs="Liberation Sans" w:ascii="Liberation Sans" w:hAnsi="Liberation Sans"/>
          <w:b/>
          <w:bCs/>
          <w:sz w:val="22"/>
          <w:szCs w:val="22"/>
        </w:rPr>
        <w:t xml:space="preserve">Figure 3. Classification performance of EC and FC depending on sessions and subjects. </w:t>
      </w:r>
      <w:r>
        <w:rPr>
          <w:rFonts w:cs="Liberation Sans;Arial" w:ascii="Liberation Sans;Arial" w:hAnsi="Liberation Sans;Arial"/>
          <w:b/>
          <w:bCs/>
          <w:sz w:val="22"/>
          <w:szCs w:val="22"/>
        </w:rPr>
        <w:t xml:space="preserve">A) </w:t>
      </w:r>
      <w:r>
        <w:rPr>
          <w:rFonts w:cs="Liberation Sans;Arial" w:ascii="Liberation Sans;Arial" w:hAnsi="Liberation Sans;Arial"/>
          <w:b w:val="false"/>
          <w:bCs w:val="false"/>
          <w:sz w:val="22"/>
          <w:szCs w:val="22"/>
        </w:rPr>
        <w:t xml:space="preserve">Classification pipeline </w:t>
      </w:r>
      <w:del w:id="2" w:author="Unknown Author" w:date="2017-09-01T12:59:00Z">
        <w:r>
          <w:rPr>
            <w:rFonts w:cs="Liberation Sans;Arial" w:ascii="Liberation Sans;Arial" w:hAnsi="Liberation Sans;Arial"/>
            <w:b w:val="false"/>
            <w:bCs w:val="false"/>
            <w:sz w:val="22"/>
            <w:szCs w:val="22"/>
          </w:rPr>
          <w:delText>for the multinomial linear regressor (MLR)</w:delText>
        </w:r>
      </w:del>
      <w:r>
        <w:rPr>
          <w:rFonts w:cs="Liberation Sans;Arial" w:ascii="Liberation Sans;Arial" w:hAnsi="Liberation Sans;Arial"/>
          <w:b w:val="false"/>
          <w:bCs w:val="false"/>
          <w:sz w:val="22"/>
          <w:szCs w:val="22"/>
        </w:rPr>
        <w:commentReference w:id="2"/>
      </w:r>
      <w:r>
        <w:rPr>
          <w:rFonts w:cs="Liberation Sans;Arial" w:ascii="Liberation Sans;Arial" w:hAnsi="Liberation Sans;Arial"/>
          <w:b w:val="false"/>
          <w:bCs w:val="false"/>
          <w:sz w:val="22"/>
          <w:szCs w:val="22"/>
        </w:rPr>
        <w:t xml:space="preserve"> used to assess the performance on subject identification. The full set of connectivity measures (here EC) over all</w:t>
      </w:r>
      <w:r>
        <w:rPr>
          <w:rFonts w:cs="Liberation Sans;Arial" w:ascii="Liberation Sans;Arial" w:hAnsi="Liberation Sans;Arial"/>
          <w:b w:val="false"/>
          <w:bCs w:val="false"/>
          <w:sz w:val="22"/>
          <w:szCs w:val="22"/>
          <w:shd w:fill="FFFFFF" w:val="clear"/>
        </w:rPr>
        <w:t xml:space="preserve"> fMRI sessions was </w:t>
      </w:r>
      <w:r>
        <w:rPr>
          <w:rFonts w:cs="Liberation Sans;Arial" w:ascii="Liberation Sans;Arial" w:hAnsi="Liberation Sans;Arial"/>
          <w:b w:val="false"/>
          <w:bCs w:val="false"/>
          <w:sz w:val="22"/>
          <w:szCs w:val="22"/>
        </w:rPr>
        <w:t>split into two groups: a train set and a test set. We applied a z-score standardization for the elements of each session matrix.  We trained the classifier – with or without applying PCA – and evaluated the classification accuracy on the test set.</w:t>
      </w:r>
      <w:r>
        <w:rPr>
          <w:rFonts w:cs="Liberation Sans;Arial" w:ascii="Liberation Sans;Arial" w:hAnsi="Liberation Sans;Arial"/>
          <w:b/>
          <w:bCs/>
          <w:sz w:val="22"/>
          <w:szCs w:val="22"/>
        </w:rPr>
        <w:t xml:space="preserve"> B) </w:t>
      </w:r>
      <w:r>
        <w:rPr>
          <w:rFonts w:cs="Liberation Sans;Arial" w:ascii="Liberation Sans;Arial" w:hAnsi="Liberation Sans;Arial"/>
          <w:b w:val="false"/>
          <w:bCs w:val="false"/>
          <w:sz w:val="22"/>
          <w:szCs w:val="22"/>
        </w:rPr>
        <w:t xml:space="preserve">Performance of MLR and 1-NN classifiers varying the number of sessions per subject used on the train set </w:t>
      </w:r>
      <w:ins w:id="3" w:author="Unknown Author" w:date="2017-09-01T13:00:00Z">
        <w:r>
          <w:rPr>
            <w:rFonts w:cs="Liberation Sans;Arial" w:ascii="Liberation Sans;Arial" w:hAnsi="Liberation Sans;Arial"/>
            <w:b w:val="false"/>
            <w:bCs w:val="false"/>
            <w:sz w:val="22"/>
            <w:szCs w:val="22"/>
          </w:rPr>
          <w:t xml:space="preserve">(left panels) </w:t>
        </w:r>
      </w:ins>
      <w:r>
        <w:rPr>
          <w:rFonts w:cs="Liberation Sans;Arial" w:ascii="Liberation Sans;Arial" w:hAnsi="Liberation Sans;Arial"/>
          <w:b w:val="false"/>
          <w:bCs w:val="false"/>
          <w:sz w:val="22"/>
          <w:szCs w:val="22"/>
        </w:rPr>
        <w:t xml:space="preserve">with Dataset A1 (6 subjects with about 50 sessions each). The mean (solid curve) and standard deviation (colored area) were calculated for 100 repetitions with </w:t>
      </w:r>
      <w:ins w:id="4" w:author="Unknown Author" w:date="2017-09-01T12:58:00Z">
        <w:r>
          <w:rPr>
            <w:rFonts w:cs="Liberation Sans;Arial" w:ascii="Liberation Sans;Arial" w:hAnsi="Liberation Sans;Arial"/>
            <w:b w:val="false"/>
            <w:bCs w:val="false"/>
            <w:sz w:val="22"/>
            <w:szCs w:val="22"/>
          </w:rPr>
          <w:t>cross-validation</w:t>
        </w:r>
      </w:ins>
      <w:del w:id="5" w:author="Unknown Author" w:date="2017-09-01T12:58:00Z">
        <w:r>
          <w:rPr>
            <w:rFonts w:cs="Liberation Sans;Arial" w:ascii="Liberation Sans;Arial" w:hAnsi="Liberation Sans;Arial"/>
            <w:b w:val="false"/>
            <w:bCs w:val="false"/>
            <w:sz w:val="22"/>
            <w:szCs w:val="22"/>
          </w:rPr>
          <w:delText>different training and test sessions randomly chosen</w:delText>
        </w:r>
      </w:del>
      <w:r>
        <w:rPr>
          <w:rFonts w:cs="Liberation Sans;Arial" w:ascii="Liberation Sans;Arial" w:hAnsi="Liberation Sans;Arial"/>
          <w:b w:val="false"/>
          <w:bCs w:val="false"/>
          <w:sz w:val="22"/>
          <w:szCs w:val="22"/>
        </w:rPr>
        <w:t xml:space="preserve">. </w:t>
      </w:r>
      <w:r>
        <w:rPr>
          <w:rFonts w:cs="Liberation Sans;Arial" w:ascii="Liberation Sans;Arial" w:hAnsi="Liberation Sans;Arial"/>
          <w:b w:val="false"/>
          <w:bCs w:val="false"/>
          <w:sz w:val="22"/>
          <w:szCs w:val="22"/>
          <w:highlight w:val="yellow"/>
          <w:rPrChange w:id="0" w:author="Unknown Author" w:date="2017-09-01T13:00:00Z"/>
        </w:rPr>
        <w:t>XXX PCA? #PCs?</w:t>
      </w:r>
      <w:r>
        <w:rPr>
          <w:rFonts w:cs="Liberation Sans;Arial" w:ascii="Liberation Sans;Arial" w:hAnsi="Liberation Sans;Arial"/>
          <w:b w:val="false"/>
          <w:bCs w:val="false"/>
          <w:sz w:val="22"/>
          <w:szCs w:val="22"/>
        </w:rPr>
        <w:t xml:space="preserve"> </w:t>
      </w:r>
      <w:del w:id="7" w:author="Unknown Author" w:date="2017-09-01T13:01:00Z">
        <w:r>
          <w:rPr>
            <w:rFonts w:cs="Liberation Sans;Arial" w:ascii="Liberation Sans;Arial" w:hAnsi="Liberation Sans;Arial"/>
            <w:b/>
            <w:bCs/>
            <w:sz w:val="22"/>
            <w:szCs w:val="22"/>
          </w:rPr>
          <w:delText xml:space="preserve">C) </w:delText>
        </w:r>
      </w:del>
      <w:ins w:id="8" w:author="Unknown Author" w:date="2017-09-01T13:01:00Z">
        <w:r>
          <w:rPr>
            <w:rFonts w:cs="Liberation Sans;Arial" w:ascii="Liberation Sans;Arial" w:hAnsi="Liberation Sans;Arial"/>
            <w:b w:val="false"/>
            <w:bCs w:val="false"/>
            <w:sz w:val="22"/>
            <w:szCs w:val="22"/>
          </w:rPr>
          <w:t xml:space="preserve">Performance </w:t>
        </w:r>
      </w:ins>
      <w:del w:id="9" w:author="Unknown Author" w:date="2017-09-01T13:01:00Z">
        <w:r>
          <w:rPr>
            <w:rFonts w:cs="Liberation Sans;Arial" w:ascii="Liberation Sans;Arial" w:hAnsi="Liberation Sans;Arial"/>
            <w:b w:val="false"/>
            <w:bCs w:val="false"/>
            <w:sz w:val="22"/>
            <w:szCs w:val="22"/>
          </w:rPr>
          <w:delText>Same as B</w:delText>
        </w:r>
      </w:del>
      <w:r>
        <w:rPr>
          <w:rFonts w:cs="Liberation Sans;Arial" w:ascii="Liberation Sans;Arial" w:hAnsi="Liberation Sans;Arial"/>
          <w:b w:val="false"/>
          <w:bCs w:val="false"/>
          <w:sz w:val="22"/>
          <w:szCs w:val="22"/>
        </w:rPr>
        <w:t xml:space="preserve"> when varying the number of subjects using a single xxx RECHECK training session per subject</w:t>
      </w:r>
      <w:ins w:id="10" w:author="Unknown Author" w:date="2017-09-01T13:01:00Z">
        <w:r>
          <w:rPr>
            <w:rFonts w:cs="Liberation Sans;Arial" w:ascii="Liberation Sans;Arial" w:hAnsi="Liberation Sans;Arial"/>
            <w:b w:val="false"/>
            <w:bCs w:val="false"/>
            <w:sz w:val="22"/>
            <w:szCs w:val="22"/>
          </w:rPr>
          <w:t xml:space="preserve"> (right panels)</w:t>
        </w:r>
      </w:ins>
      <w:r>
        <w:rPr>
          <w:rFonts w:cs="Liberation Sans;Arial" w:ascii="Liberation Sans;Arial" w:hAnsi="Liberation Sans;Arial"/>
          <w:b w:val="false"/>
          <w:bCs w:val="false"/>
          <w:sz w:val="22"/>
          <w:szCs w:val="22"/>
        </w:rPr>
        <w:t xml:space="preserve"> with dataset B (30 subjects with 10 sessions each).</w:t>
      </w:r>
      <w:r>
        <w:rPr>
          <w:rFonts w:cs="Liberation Sans;Arial" w:ascii="Liberation Sans;Arial" w:hAnsi="Liberation Sans;Arial"/>
          <w:b/>
          <w:bCs/>
          <w:sz w:val="22"/>
          <w:szCs w:val="22"/>
        </w:rPr>
        <w:t xml:space="preserve"> C) </w:t>
      </w:r>
      <w:r>
        <w:rPr>
          <w:rFonts w:cs="Liberation Sans;Arial" w:ascii="Liberation Sans;Arial" w:hAnsi="Liberation Sans;Arial"/>
          <w:b w:val="false"/>
          <w:bCs w:val="false"/>
          <w:sz w:val="22"/>
          <w:szCs w:val="22"/>
        </w:rPr>
        <w:t xml:space="preserve">Extracted links that contribute to the classification of subjects with both datasets. </w:t>
      </w:r>
      <w:r>
        <w:rPr>
          <w:rFonts w:cs="Liberation Sans;Arial" w:ascii="Liberation Sans;Arial" w:hAnsi="Liberation Sans;Arial"/>
          <w:b/>
          <w:bCs/>
          <w:sz w:val="22"/>
          <w:szCs w:val="22"/>
        </w:rPr>
        <w:t xml:space="preserve">D) </w:t>
      </w:r>
      <w:r>
        <w:rPr>
          <w:rFonts w:cs="Liberation Sans" w:ascii="Liberation Sans" w:hAnsi="Liberation Sans"/>
          <w:b w:val="false"/>
          <w:bCs w:val="false"/>
          <w:sz w:val="22"/>
          <w:szCs w:val="22"/>
        </w:rPr>
        <w:t>Proportion of common links between datasets A1 and B as a function of selected links (in the order of RFE rankings)</w:t>
      </w:r>
      <w:bookmarkStart w:id="0" w:name="__DdeLink__78_11262146081"/>
      <w:bookmarkEnd w:id="0"/>
      <w:r>
        <w:rPr>
          <w:rFonts w:cs="Liberation Sans" w:ascii="Liberation Sans" w:hAnsi="Liberation Sans"/>
          <w:b w:val="false"/>
          <w:bCs w:val="false"/>
          <w:sz w:val="22"/>
          <w:szCs w:val="22"/>
        </w:rPr>
        <w:t>. Curve represents the amount of common links in the data. The shaded area represent different quantiles of the distribution of common links under the null-hypothesis of random rankings.</w:t>
      </w:r>
    </w:p>
    <w:p>
      <w:pPr>
        <w:pStyle w:val="Normal"/>
        <w:rPr>
          <w:rFonts w:ascii="Liberation Sans" w:hAnsi="Liberation Sans" w:cs="Liberation Sans"/>
          <w:sz w:val="22"/>
          <w:szCs w:val="22"/>
        </w:rPr>
      </w:pPr>
      <w:r>
        <w:rPr>
          <w:rFonts w:cs="Liberation Sans" w:ascii="Liberation Sans" w:hAnsi="Liberation Sans"/>
          <w:sz w:val="22"/>
          <w:szCs w:val="22"/>
        </w:rPr>
      </w:r>
    </w:p>
    <w:p>
      <w:pPr>
        <w:pStyle w:val="Normal"/>
        <w:rPr>
          <w:rFonts w:ascii="Liberation Sans" w:hAnsi="Liberation Sans" w:cs="Liberation Sans"/>
          <w:b/>
          <w:b/>
          <w:sz w:val="22"/>
          <w:szCs w:val="22"/>
        </w:rPr>
      </w:pPr>
      <w:r>
        <w:rPr>
          <w:rFonts w:cs="Liberation Sans" w:ascii="Liberation Sans" w:hAnsi="Liberation Sans"/>
          <w:b/>
          <w:sz w:val="22"/>
          <w:szCs w:val="22"/>
        </w:rPr>
      </w:r>
    </w:p>
    <w:p>
      <w:pPr>
        <w:pStyle w:val="Normal"/>
        <w:rPr>
          <w:rFonts w:ascii="Liberation Sans" w:hAnsi="Liberation Sans" w:cs="Liberation Sans"/>
          <w:b/>
          <w:b/>
          <w:sz w:val="22"/>
          <w:szCs w:val="22"/>
        </w:rPr>
      </w:pPr>
      <w:r>
        <w:rPr>
          <w:rFonts w:cs="Liberation Sans" w:ascii="Liberation Sans" w:hAnsi="Liberation Sans"/>
          <w:b/>
          <w:sz w:val="22"/>
          <w:szCs w:val="22"/>
        </w:rPr>
      </w:r>
    </w:p>
    <w:p>
      <w:pPr>
        <w:pStyle w:val="Normal"/>
        <w:rPr>
          <w:rFonts w:ascii="Liberation Sans" w:hAnsi="Liberation Sans" w:cs="Liberation Sans"/>
          <w:b/>
          <w:b/>
          <w:sz w:val="22"/>
          <w:szCs w:val="22"/>
        </w:rPr>
      </w:pPr>
      <w:r>
        <w:rPr>
          <w:rFonts w:cs="Liberation Sans" w:ascii="Liberation Sans" w:hAnsi="Liberation Sans"/>
          <w:b/>
          <w:sz w:val="22"/>
          <w:szCs w:val="22"/>
        </w:rPr>
      </w:r>
    </w:p>
    <w:p>
      <w:pPr>
        <w:pStyle w:val="Normal"/>
        <w:rPr>
          <w:rFonts w:ascii="Liberation Sans" w:hAnsi="Liberation Sans" w:cs="Liberation Sans"/>
          <w:b/>
          <w:b/>
          <w:sz w:val="22"/>
          <w:szCs w:val="22"/>
        </w:rPr>
      </w:pPr>
      <w:r>
        <w:rPr>
          <w:rFonts w:cs="Liberation Sans" w:ascii="Liberation Sans" w:hAnsi="Liberation Sans"/>
          <w:b/>
          <w:sz w:val="22"/>
          <w:szCs w:val="22"/>
        </w:rPr>
      </w:r>
      <w:r>
        <w:br w:type="page"/>
      </w:r>
    </w:p>
    <w:p>
      <w:pPr>
        <w:pStyle w:val="Normal"/>
        <w:rPr>
          <w:rFonts w:ascii="Liberation Sans" w:hAnsi="Liberation Sans" w:cs="Liberation Sans"/>
          <w:b/>
          <w:b/>
          <w:sz w:val="22"/>
          <w:szCs w:val="22"/>
        </w:rPr>
      </w:pPr>
      <w:r>
        <w:rPr>
          <w:rFonts w:cs="Liberation Sans" w:ascii="Liberation Sans" w:hAnsi="Liberation Sans"/>
          <w:b/>
          <w:sz w:val="22"/>
          <w:szCs w:val="22"/>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400040" cy="3479165"/>
            <wp:effectExtent l="0" t="0" r="0" b="0"/>
            <wp:wrapTopAndBottom/>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5"/>
                    <a:stretch>
                      <a:fillRect/>
                    </a:stretch>
                  </pic:blipFill>
                  <pic:spPr bwMode="auto">
                    <a:xfrm>
                      <a:off x="0" y="0"/>
                      <a:ext cx="5400040" cy="3479165"/>
                    </a:xfrm>
                    <a:prstGeom prst="rect">
                      <a:avLst/>
                    </a:prstGeom>
                  </pic:spPr>
                </pic:pic>
              </a:graphicData>
            </a:graphic>
          </wp:anchor>
        </w:drawing>
      </w:r>
    </w:p>
    <w:p>
      <w:pPr>
        <w:pStyle w:val="Normal"/>
        <w:rPr/>
      </w:pPr>
      <w:r>
        <w:rPr>
          <w:rFonts w:cs="Liberation Sans" w:ascii="Liberation Sans" w:hAnsi="Liberation Sans"/>
          <w:b/>
          <w:sz w:val="22"/>
          <w:szCs w:val="22"/>
        </w:rPr>
        <w:t xml:space="preserve">Figure 4. </w:t>
      </w:r>
      <w:r>
        <w:rPr>
          <w:rFonts w:cs="Liberation Sans;Arial" w:ascii="Liberation Sans;Arial" w:hAnsi="Liberation Sans;Arial"/>
          <w:b/>
          <w:sz w:val="22"/>
          <w:szCs w:val="22"/>
        </w:rPr>
        <w:t>Two-fold discrimination between subjects and conditions using EC</w:t>
      </w:r>
      <w:r>
        <w:rPr>
          <w:rFonts w:cs="Liberation Sans" w:ascii="Liberation Sans" w:hAnsi="Liberation Sans"/>
          <w:b/>
          <w:sz w:val="22"/>
          <w:szCs w:val="22"/>
        </w:rPr>
        <w:t xml:space="preserve">. A) </w:t>
      </w:r>
      <w:r>
        <w:rPr>
          <w:rFonts w:cs="Liberation Sans" w:ascii="Liberation Sans" w:hAnsi="Liberation Sans"/>
          <w:b w:val="false"/>
          <w:bCs w:val="false"/>
          <w:sz w:val="22"/>
          <w:szCs w:val="22"/>
        </w:rPr>
        <w:t xml:space="preserve">Most discriminant connectivity links from EC that drive the classification between subjects and between conditions from Dataset C (X links for subject classification in brown, X for condition classification in blue, 3 common links for both kinds of classification in red). RFE was applied to find the most relevant connections between ROI for bi-dimensional discrimination between subjects and conditions. </w:t>
      </w:r>
      <w:r>
        <w:rPr>
          <w:rFonts w:cs="Liberation Sans" w:ascii="Liberation Sans" w:hAnsi="Liberation Sans"/>
          <w:b/>
          <w:bCs/>
          <w:sz w:val="22"/>
          <w:szCs w:val="22"/>
        </w:rPr>
        <w:t>B)</w:t>
      </w:r>
      <w:r>
        <w:rPr>
          <w:rFonts w:cs="Liberation Sans" w:ascii="Liberation Sans" w:hAnsi="Liberation Sans"/>
          <w:b w:val="false"/>
          <w:bCs w:val="false"/>
          <w:sz w:val="22"/>
          <w:szCs w:val="22"/>
        </w:rPr>
        <w:t xml:space="preserve"> </w:t>
      </w:r>
      <w:r>
        <w:rPr>
          <w:rFonts w:cs="Liberation Sans" w:ascii="Liberation Sans" w:hAnsi="Liberation Sans"/>
          <w:sz w:val="22"/>
          <w:szCs w:val="22"/>
        </w:rPr>
        <w:t xml:space="preserve">Scheme of the bi-dimensional approach used for identifying both the signature of each condition and the fingerprint of the subjects. </w:t>
      </w:r>
      <w:r>
        <w:rPr>
          <w:rFonts w:cs="Liberation Sans" w:ascii="Liberation Sans" w:hAnsi="Liberation Sans"/>
          <w:b/>
          <w:bCs/>
          <w:sz w:val="22"/>
          <w:szCs w:val="22"/>
        </w:rPr>
        <w:t xml:space="preserve">C) </w:t>
      </w:r>
      <w:bookmarkStart w:id="1" w:name="__DdeLink__78_11262146082"/>
      <w:r>
        <w:rPr>
          <w:rFonts w:cs="Liberation Sans" w:ascii="Liberation Sans" w:hAnsi="Liberation Sans"/>
          <w:sz w:val="22"/>
          <w:szCs w:val="22"/>
        </w:rPr>
        <w:t>Proportion of common links between the classification subjects and conditions as a function of selected links (in the order of RFE rankings).</w:t>
      </w:r>
      <w:bookmarkEnd w:id="1"/>
      <w:r>
        <w:rPr>
          <w:rFonts w:cs="Liberation Sans" w:ascii="Liberation Sans" w:hAnsi="Liberation Sans"/>
          <w:sz w:val="22"/>
          <w:szCs w:val="22"/>
        </w:rPr>
        <w:t xml:space="preserve"> Curve represents the amount of common links in the data. The shaded area represent different quantiles of the distribution of common links under the null-hypothesis of random rankings. The color of the curve represents the p-value under the null-hypothesis. </w:t>
      </w:r>
      <w:r>
        <w:rPr>
          <w:rFonts w:cs="Liberation Sans" w:ascii="Liberation Sans" w:hAnsi="Liberation Sans"/>
          <w:b/>
          <w:bCs/>
          <w:sz w:val="22"/>
          <w:szCs w:val="22"/>
        </w:rPr>
        <w:t>D)</w:t>
      </w:r>
      <w:r>
        <w:rPr>
          <w:rFonts w:cs="Liberation Sans" w:ascii="Liberation Sans" w:hAnsi="Liberation Sans"/>
          <w:sz w:val="22"/>
          <w:szCs w:val="22"/>
        </w:rPr>
        <w:t xml:space="preserve"> Proportion of common links between subjects and condition classification (Dataset C) as a function of selected links (in the order of RFE rankings). Same conventions as in C. </w:t>
      </w:r>
      <w:r>
        <w:rPr>
          <w:rFonts w:cs="Liberation Sans" w:ascii="Liberation Sans" w:hAnsi="Liberation Sans"/>
          <w:b/>
          <w:bCs/>
          <w:sz w:val="22"/>
          <w:szCs w:val="22"/>
        </w:rPr>
        <w:t xml:space="preserve"> </w:t>
      </w:r>
      <w:r>
        <w:br w:type="page"/>
      </w:r>
    </w:p>
    <w:p>
      <w:pPr>
        <w:pStyle w:val="Normal"/>
        <w:rPr/>
      </w:pPr>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400040" cy="3855720"/>
            <wp:effectExtent l="0" t="0" r="0" b="0"/>
            <wp:wrapTopAndBottom/>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6"/>
                    <a:stretch>
                      <a:fillRect/>
                    </a:stretch>
                  </pic:blipFill>
                  <pic:spPr bwMode="auto">
                    <a:xfrm>
                      <a:off x="0" y="0"/>
                      <a:ext cx="5400040" cy="3855720"/>
                    </a:xfrm>
                    <a:prstGeom prst="rect">
                      <a:avLst/>
                    </a:prstGeom>
                  </pic:spPr>
                </pic:pic>
              </a:graphicData>
            </a:graphic>
          </wp:anchor>
        </w:drawing>
      </w:r>
    </w:p>
    <w:p>
      <w:pPr>
        <w:pStyle w:val="Normal"/>
        <w:rPr>
          <w:rFonts w:ascii="Liberation Sans" w:hAnsi="Liberation Sans" w:cs="Liberation Sans"/>
          <w:b/>
          <w:b/>
          <w:bCs/>
          <w:sz w:val="22"/>
          <w:szCs w:val="22"/>
        </w:rPr>
      </w:pPr>
      <w:r>
        <w:rPr>
          <w:rFonts w:cs="Liberation Sans" w:ascii="Liberation Sans" w:hAnsi="Liberation Sans"/>
          <w:b/>
          <w:bCs/>
          <w:sz w:val="22"/>
          <w:szCs w:val="22"/>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400040" cy="3855720"/>
            <wp:effectExtent l="0" t="0" r="0" b="0"/>
            <wp:wrapTopAndBottom/>
            <wp:docPr id="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 descr=""/>
                    <pic:cNvPicPr>
                      <a:picLocks noChangeAspect="1" noChangeArrowheads="1"/>
                    </pic:cNvPicPr>
                  </pic:nvPicPr>
                  <pic:blipFill>
                    <a:blip r:embed="rId7"/>
                    <a:stretch>
                      <a:fillRect/>
                    </a:stretch>
                  </pic:blipFill>
                  <pic:spPr bwMode="auto">
                    <a:xfrm>
                      <a:off x="0" y="0"/>
                      <a:ext cx="5400040" cy="3855720"/>
                    </a:xfrm>
                    <a:prstGeom prst="rect">
                      <a:avLst/>
                    </a:prstGeom>
                  </pic:spPr>
                </pic:pic>
              </a:graphicData>
            </a:graphic>
          </wp:anchor>
        </w:drawing>
      </w:r>
    </w:p>
    <w:p>
      <w:pPr>
        <w:pStyle w:val="Normal"/>
        <w:rPr/>
      </w:pPr>
      <w:r>
        <w:rPr>
          <w:rFonts w:cs="Liberation Sans" w:ascii="Liberation Sans" w:hAnsi="Liberation Sans"/>
          <w:b/>
          <w:bCs/>
          <w:sz w:val="22"/>
          <w:szCs w:val="22"/>
        </w:rPr>
        <w:t>Figure 5</w:t>
      </w:r>
      <w:commentRangeStart w:id="3"/>
      <w:r>
        <w:rPr>
          <w:rFonts w:cs="Liberation Sans" w:ascii="Liberation Sans" w:hAnsi="Liberation Sans"/>
          <w:b/>
          <w:bCs/>
          <w:sz w:val="22"/>
          <w:szCs w:val="22"/>
        </w:rPr>
        <w:t>.</w:t>
      </w:r>
      <w:r>
        <w:rPr>
          <w:rFonts w:cs="Liberation Sans" w:ascii="Liberation Sans" w:hAnsi="Liberation Sans"/>
          <w:b/>
          <w:bCs/>
          <w:sz w:val="22"/>
          <w:szCs w:val="22"/>
        </w:rPr>
      </w:r>
      <w:commentRangeEnd w:id="3"/>
      <w:r>
        <w:commentReference w:id="3"/>
      </w:r>
      <w:r>
        <w:rPr>
          <w:rFonts w:cs="Liberation Sans" w:ascii="Liberation Sans" w:hAnsi="Liberation Sans"/>
          <w:b/>
          <w:bCs/>
          <w:sz w:val="22"/>
          <w:szCs w:val="22"/>
        </w:rPr>
        <w:t xml:space="preserve"> Support networks of subject and condition classification. A) </w:t>
      </w:r>
      <w:r>
        <w:rPr>
          <w:rFonts w:cs="Liberation Sans" w:ascii="Liberation Sans" w:hAnsi="Liberation Sans"/>
          <w:sz w:val="22"/>
          <w:szCs w:val="22"/>
        </w:rPr>
        <w:t>Graph plot of the X most discriminant EC links supporting the classification of subjects. The size of each node represents its betweeness centrality from the extracted network. The most central regions are located mainly in the frontal cortex. The circular plot shows the asymmetry and lateralization of the network, with more links located in the left hemisphere (</w:t>
      </w:r>
      <w:r>
        <w:rPr>
          <w:rFonts w:cs="Liberation Sans" w:ascii="Liberation Sans" w:hAnsi="Liberation Sans"/>
          <w:sz w:val="22"/>
          <w:szCs w:val="22"/>
          <w:shd w:fill="FFFF00" w:val="clear"/>
        </w:rPr>
        <w:t>CHECK</w:t>
      </w:r>
      <w:r>
        <w:rPr>
          <w:rFonts w:cs="Liberation Sans" w:ascii="Liberation Sans" w:hAnsi="Liberation Sans"/>
          <w:sz w:val="22"/>
          <w:szCs w:val="22"/>
        </w:rPr>
        <w:t xml:space="preserve">). Links that are inside the circle correspond to contralateral connections, while links outside the circle are the ipsilateral connections. </w:t>
      </w:r>
      <w:r>
        <w:rPr>
          <w:rFonts w:cs="Liberation Sans" w:ascii="Liberation Sans" w:hAnsi="Liberation Sans"/>
          <w:b/>
          <w:bCs/>
          <w:sz w:val="22"/>
          <w:szCs w:val="22"/>
        </w:rPr>
        <w:t xml:space="preserve">B) </w:t>
      </w:r>
      <w:r>
        <w:rPr>
          <w:rFonts w:cs="Liberation Sans" w:ascii="Liberation Sans" w:hAnsi="Liberation Sans"/>
          <w:sz w:val="22"/>
          <w:szCs w:val="22"/>
        </w:rPr>
        <w:t xml:space="preserve">Graph and circular plot of the X extracted links that support the classification between conditions (resting vs. movie). Fewer links are required to reach high accuracy in the discrimination between conditions. </w:t>
      </w:r>
    </w:p>
    <w:p>
      <w:pPr>
        <w:pStyle w:val="Normal"/>
        <w:rPr>
          <w:rFonts w:ascii="Liberation Sans" w:hAnsi="Liberation Sans" w:cs="Liberation Sans"/>
          <w:sz w:val="22"/>
          <w:szCs w:val="22"/>
        </w:rPr>
      </w:pPr>
      <w:r>
        <w:rPr>
          <w:rFonts w:cs="Liberation Sans" w:ascii="Liberation Sans" w:hAnsi="Liberation Sans"/>
          <w:sz w:val="22"/>
          <w:szCs w:val="22"/>
        </w:rPr>
      </w:r>
    </w:p>
    <w:p>
      <w:pPr>
        <w:pStyle w:val="Normal"/>
        <w:rPr>
          <w:rFonts w:ascii="Liberation Sans" w:hAnsi="Liberation Sans" w:cs="Liberation Sans"/>
          <w:sz w:val="22"/>
          <w:szCs w:val="22"/>
        </w:rPr>
      </w:pPr>
      <w:r>
        <w:rPr>
          <w:rFonts w:cs="Liberation Sans" w:ascii="Liberation Sans" w:hAnsi="Liberation Sans"/>
          <w:sz w:val="22"/>
          <w:szCs w:val="22"/>
        </w:rPr>
        <w:t xml:space="preserve"> </w:t>
      </w:r>
    </w:p>
    <w:p>
      <w:pPr>
        <w:pStyle w:val="Normal"/>
        <w:rPr/>
      </w:pPr>
      <w:r>
        <w:rPr/>
      </w:r>
    </w:p>
    <w:p>
      <w:pPr>
        <w:pStyle w:val="Normal"/>
        <w:rPr>
          <w:b/>
          <w:b/>
          <w:bCs/>
        </w:rPr>
      </w:pPr>
      <w:r>
        <w:rPr/>
      </w:r>
    </w:p>
    <w:sectPr>
      <w:type w:val="nextPage"/>
      <w:pgSz w:w="11906" w:h="16838"/>
      <w:pgMar w:left="1701" w:right="1701" w:header="0" w:top="1417" w:footer="0" w:bottom="1417" w:gutter="0"/>
      <w:pgNumType w:fmt="decimal"/>
      <w:formProt w:val="false"/>
      <w:textDirection w:val="lrTb"/>
      <w:docGrid w:type="default" w:linePitch="360" w:charSpace="2047"/>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Unknown Author" w:date="2017-09-01T12:46:54Z" w:initials="">
    <w:p>
      <w:r>
        <w:rPr>
          <w:rFonts w:cs="" w:ascii="Calibri" w:hAnsi="Calibri" w:eastAsia="Calibri"/>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4"/>
          <w:u w:val="none"/>
          <w:vertAlign w:val="baseline"/>
          <w:em w:val="none"/>
          <w:lang w:bidi="ar-SA" w:val="en-US" w:eastAsia="en-US"/>
        </w:rPr>
        <w:t>This is not entirely true. I don’t plot all the possible combinations. I compute 1000 random combinations of between subject sessions. I could change the distribution (not now), although I don’t expect it to change much...</w:t>
      </w:r>
    </w:p>
  </w:comment>
  <w:comment w:id="1" w:author="Unknown Author" w:date="2017-09-01T12:50:58Z" w:initials="">
    <w:p>
      <w:r>
        <w:rPr>
          <w:rFonts w:cs="" w:ascii="Calibri" w:hAnsi="Calibri" w:eastAsia="Calibri"/>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4"/>
          <w:u w:val="none"/>
          <w:vertAlign w:val="baseline"/>
          <w:em w:val="none"/>
          <w:lang w:bidi="ar-SA" w:val="en-US" w:eastAsia="en-US"/>
        </w:rPr>
        <w:t>What thing?</w:t>
      </w:r>
    </w:p>
  </w:comment>
  <w:comment w:id="2" w:author="Unknown Author" w:date="2017-09-01T12:59:02Z" w:initials="">
    <w:p>
      <w:r>
        <w:rPr>
          <w:rFonts w:cs="" w:ascii="Calibri" w:hAnsi="Calibri" w:eastAsia="Calibri"/>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4"/>
          <w:u w:val="none"/>
          <w:vertAlign w:val="baseline"/>
          <w:em w:val="none"/>
          <w:lang w:bidi="ar-SA" w:val="en-US" w:eastAsia="en-US"/>
        </w:rPr>
        <w:t>Actually, as I talked with Andrea, this is an standard classification pipeline. So it can be used to explain both MLR and kNN.</w:t>
      </w:r>
    </w:p>
  </w:comment>
  <w:comment w:id="3" w:author="Unknown Author" w:date="2017-09-01T13:22:18Z" w:initials="">
    <w:p>
      <w:r>
        <w:rPr>
          <w:rFonts w:cs="" w:ascii="Calibri" w:hAnsi="Calibri" w:eastAsia="Calibri"/>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4"/>
          <w:u w:val="none"/>
          <w:vertAlign w:val="baseline"/>
          <w:em w:val="none"/>
          <w:lang w:bidi="ar-SA" w:val="en-US" w:eastAsia="en-US"/>
        </w:rPr>
        <w:t>Maybe is because I got used to it, but personally I think I prefer the old brain cartoon...</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Liberation Sans">
    <w:altName w:val="Arial"/>
    <w:charset w:val="01"/>
    <w:family w:val="roman"/>
    <w:pitch w:val="variable"/>
  </w:font>
</w:fonts>
</file>

<file path=word/settings.xml><?xml version="1.0" encoding="utf-8"?>
<w:settings xmlns:w="http://schemas.openxmlformats.org/wordprocessingml/2006/main">
  <w:zoom w:percent="130"/>
  <w:defaultTabStop w:val="708"/>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szCs w:val="24"/>
        <w:lang w:val="en-US" w:eastAsia="en-US" w:bidi="ar-SA"/>
      </w:rPr>
    </w:rPrDefault>
    <w:pPrDefault>
      <w:pPr/>
    </w:pPrDefault>
  </w:docDefaults>
  <w:latentStyles w:defLockedState="0" w:defUIPriority="99" w:defSemiHidden="0" w:defUnhideWhenUsed="0" w:defQFormat="0" w:count="382">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styleId="Normal" w:default="1">
    <w:name w:val="Normal"/>
    <w:qFormat/>
    <w:rsid w:val="009e7e19"/>
    <w:pPr>
      <w:widowControl/>
      <w:suppressAutoHyphens w:val="true"/>
      <w:bidi w:val="0"/>
      <w:jc w:val="left"/>
    </w:pPr>
    <w:rPr>
      <w:rFonts w:ascii="Times New Roman" w:hAnsi="Times New Roman" w:eastAsia="Times New Roman" w:cs="Times New Roman"/>
      <w:color w:val="00000A"/>
      <w:sz w:val="20"/>
      <w:szCs w:val="20"/>
      <w:lang w:val="en-US" w:eastAsia="en-US" w:bidi="ar-SA"/>
    </w:rPr>
  </w:style>
  <w:style w:type="character" w:styleId="DefaultParagraphFont" w:default="1">
    <w:name w:val="Default Paragraph Font"/>
    <w:uiPriority w:val="1"/>
    <w:semiHidden/>
    <w:unhideWhenUsed/>
    <w:qFormat/>
    <w:rPr/>
  </w:style>
  <w:style w:type="paragraph" w:styleId="Heading" w:customStyle="1">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customStyle="1">
    <w:name w:val="Index"/>
    <w:basedOn w:val="Normal"/>
    <w:qFormat/>
    <w:pPr>
      <w:suppressLineNumbers/>
    </w:pPr>
    <w:rPr>
      <w:rFonts w:cs="FreeSans"/>
    </w:rPr>
  </w:style>
  <w:style w:type="paragraph" w:styleId="Caption1">
    <w:name w:val="caption"/>
    <w:basedOn w:val="Normal"/>
    <w:qFormat/>
    <w:pPr>
      <w:suppressLineNumbers/>
      <w:spacing w:before="120" w:after="120"/>
    </w:pPr>
    <w:rPr>
      <w:rFonts w:cs="FreeSans"/>
      <w:i/>
      <w:iCs/>
      <w:sz w:val="24"/>
      <w:szCs w:val="24"/>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comments" Target="comments.xml"/><Relationship Id="rId9" Type="http://schemas.openxmlformats.org/officeDocument/2006/relationships/fontTable" Target="fontTable.xml"/><Relationship Id="rId10" Type="http://schemas.openxmlformats.org/officeDocument/2006/relationships/settings" Target="settings.xml"/><Relationship Id="rId11" Type="http://schemas.openxmlformats.org/officeDocument/2006/relationships/theme" Target="theme/theme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148</TotalTime>
  <Application>LibreOffice/5.1.2.2$Linux_X86_64 LibreOffice_project/10m0$Build-2</Application>
  <Pages>7</Pages>
  <Words>955</Words>
  <Characters>5174</Characters>
  <CharactersWithSpaces>6136</CharactersWithSpaces>
  <Paragraphs>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2017-08-06T17:44:00Z</dcterms:created>
  <dc:creator>Vicente Pallares</dc:creator>
  <dc:description/>
  <dc:language>en-US</dc:language>
  <cp:lastModifiedBy/>
  <dcterms:modified xsi:type="dcterms:W3CDTF">2017-09-01T13:31:00Z</dcterms:modified>
  <cp:revision>18</cp:revision>
  <dc:subject/>
  <dc:title/>
</cp:coreProperties>
</file>